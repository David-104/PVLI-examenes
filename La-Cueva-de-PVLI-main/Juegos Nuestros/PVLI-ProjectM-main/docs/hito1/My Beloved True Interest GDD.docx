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center"/>
        <w:rPr>
          <w:b w:val="1"/>
        </w:rPr>
      </w:pPr>
      <w:bookmarkStart w:colFirst="0" w:colLast="0" w:name="_slcw7sjfwtm2" w:id="0"/>
      <w:bookmarkEnd w:id="0"/>
      <w:r w:rsidDel="00000000" w:rsidR="00000000" w:rsidRPr="00000000">
        <w:rPr>
          <w:b w:val="1"/>
          <w:rtl w:val="0"/>
        </w:rPr>
        <w:t xml:space="preserve">My Beloved True Interest (MBTI)</w:t>
      </w:r>
    </w:p>
    <w:p w:rsidR="00000000" w:rsidDel="00000000" w:rsidP="00000000" w:rsidRDefault="00000000" w:rsidRPr="00000000" w14:paraId="00000002">
      <w:pPr>
        <w:pStyle w:val="Subtitle"/>
        <w:jc w:val="center"/>
        <w:rPr>
          <w:b w:val="1"/>
          <w:i w:val="1"/>
          <w:sz w:val="36"/>
          <w:szCs w:val="36"/>
        </w:rPr>
      </w:pPr>
      <w:bookmarkStart w:colFirst="0" w:colLast="0" w:name="_3z2gah2h7k22" w:id="1"/>
      <w:bookmarkEnd w:id="1"/>
      <w:r w:rsidDel="00000000" w:rsidR="00000000" w:rsidRPr="00000000">
        <w:rPr>
          <w:rtl w:val="0"/>
        </w:rPr>
        <w:t xml:space="preserve">GDD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76" w:lineRule="auto"/>
        <w:rPr/>
      </w:pPr>
      <w:r w:rsidDel="00000000" w:rsidR="00000000" w:rsidRPr="00000000">
        <w:rPr>
          <w:rtl w:val="0"/>
        </w:rPr>
        <w:t xml:space="preserve">Documento de diseño de videojuego</w:t>
      </w:r>
    </w:p>
    <w:p w:rsidR="00000000" w:rsidDel="00000000" w:rsidP="00000000" w:rsidRDefault="00000000" w:rsidRPr="00000000" w14:paraId="00000004">
      <w:pPr>
        <w:spacing w:line="276" w:lineRule="auto"/>
        <w:rPr>
          <w:i w:val="1"/>
        </w:rPr>
      </w:pPr>
      <w:r w:rsidDel="00000000" w:rsidR="00000000" w:rsidRPr="00000000">
        <w:rPr>
          <w:i w:val="1"/>
          <w:rtl w:val="0"/>
        </w:rPr>
        <w:t xml:space="preserve">Cynthia Tristán Álvarez, David Canelada Velasco, Inés Olimpia Primo López, Paula Alemany Rodriguez</w:t>
      </w:r>
    </w:p>
    <w:p w:rsidR="00000000" w:rsidDel="00000000" w:rsidP="00000000" w:rsidRDefault="00000000" w:rsidRPr="00000000" w14:paraId="00000005">
      <w:pPr>
        <w:spacing w:line="276" w:lineRule="auto"/>
        <w:rPr/>
      </w:pPr>
      <w:r w:rsidDel="00000000" w:rsidR="00000000" w:rsidRPr="00000000">
        <w:rPr>
          <w:i w:val="1"/>
          <w:rtl w:val="0"/>
        </w:rPr>
        <w:t xml:space="preserve">Grupo 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76" w:lineRule="auto"/>
        <w:ind w:left="1559.0551181102362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76" w:lineRule="auto"/>
        <w:ind w:left="0" w:firstLine="0"/>
        <w:rPr>
          <w:shd w:fill="ffe599" w:val="clear"/>
        </w:rPr>
      </w:pPr>
      <w:r w:rsidDel="00000000" w:rsidR="00000000" w:rsidRPr="00000000">
        <w:rPr>
          <w:shd w:fill="ffe599" w:val="clear"/>
          <w:rtl w:val="0"/>
        </w:rPr>
        <w:t xml:space="preserve">0. Apuntes con el profe en el laboratorio.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spacing w:line="276" w:lineRule="auto"/>
        <w:ind w:left="720" w:hanging="360"/>
        <w:rPr>
          <w:u w:val="none"/>
          <w:shd w:fill="ffe599" w:val="clear"/>
        </w:rPr>
      </w:pPr>
      <w:r w:rsidDel="00000000" w:rsidR="00000000" w:rsidRPr="00000000">
        <w:rPr>
          <w:shd w:fill="ffe599" w:val="clear"/>
          <w:rtl w:val="0"/>
        </w:rPr>
        <w:t xml:space="preserve">árbol de localizaciones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spacing w:line="276" w:lineRule="auto"/>
        <w:ind w:left="720" w:hanging="360"/>
        <w:rPr>
          <w:u w:val="none"/>
          <w:shd w:fill="ffe599" w:val="clear"/>
        </w:rPr>
      </w:pPr>
      <w:r w:rsidDel="00000000" w:rsidR="00000000" w:rsidRPr="00000000">
        <w:rPr>
          <w:shd w:fill="ffe599" w:val="clear"/>
          <w:rtl w:val="0"/>
        </w:rPr>
        <w:t xml:space="preserve">árbol de decisiones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spacing w:line="276" w:lineRule="auto"/>
        <w:ind w:left="720" w:hanging="360"/>
        <w:rPr>
          <w:u w:val="none"/>
          <w:shd w:fill="ffe599" w:val="clear"/>
        </w:rPr>
      </w:pPr>
      <w:r w:rsidDel="00000000" w:rsidR="00000000" w:rsidRPr="00000000">
        <w:rPr>
          <w:shd w:fill="ffe599" w:val="clear"/>
          <w:rtl w:val="0"/>
        </w:rPr>
        <w:t xml:space="preserve">líneas de historia (simplificadas)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spacing w:line="276" w:lineRule="auto"/>
        <w:ind w:left="720" w:hanging="360"/>
        <w:rPr>
          <w:u w:val="none"/>
          <w:shd w:fill="ffe599" w:val="clear"/>
        </w:rPr>
      </w:pPr>
      <w:r w:rsidDel="00000000" w:rsidR="00000000" w:rsidRPr="00000000">
        <w:rPr>
          <w:shd w:fill="ffe599" w:val="clear"/>
          <w:rtl w:val="0"/>
        </w:rPr>
        <w:t xml:space="preserve">META JUEGO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spacing w:line="276" w:lineRule="auto"/>
        <w:ind w:left="720" w:hanging="360"/>
        <w:rPr>
          <w:u w:val="none"/>
          <w:shd w:fill="ffe599" w:val="clear"/>
        </w:rPr>
      </w:pPr>
      <w:r w:rsidDel="00000000" w:rsidR="00000000" w:rsidRPr="00000000">
        <w:rPr>
          <w:shd w:fill="ffe599" w:val="clear"/>
          <w:rtl w:val="0"/>
        </w:rPr>
        <w:t xml:space="preserve">arcade con cierta aleatoriedad</w:t>
      </w:r>
    </w:p>
    <w:p w:rsidR="00000000" w:rsidDel="00000000" w:rsidP="00000000" w:rsidRDefault="00000000" w:rsidRPr="00000000" w14:paraId="0000000D">
      <w:pPr>
        <w:numPr>
          <w:ilvl w:val="1"/>
          <w:numId w:val="2"/>
        </w:numPr>
        <w:spacing w:line="276" w:lineRule="auto"/>
        <w:ind w:left="1440" w:hanging="360"/>
        <w:rPr>
          <w:u w:val="none"/>
          <w:shd w:fill="ffe599" w:val="clear"/>
        </w:rPr>
      </w:pPr>
      <w:r w:rsidDel="00000000" w:rsidR="00000000" w:rsidRPr="00000000">
        <w:rPr>
          <w:shd w:fill="ffe599" w:val="clear"/>
          <w:rtl w:val="0"/>
        </w:rPr>
        <w:t xml:space="preserve">chocar (colisiones y movimientos)</w:t>
      </w:r>
    </w:p>
    <w:p w:rsidR="00000000" w:rsidDel="00000000" w:rsidP="00000000" w:rsidRDefault="00000000" w:rsidRPr="00000000" w14:paraId="0000000E">
      <w:pPr>
        <w:numPr>
          <w:ilvl w:val="1"/>
          <w:numId w:val="2"/>
        </w:numPr>
        <w:spacing w:line="276" w:lineRule="auto"/>
        <w:ind w:left="1440" w:hanging="360"/>
        <w:rPr>
          <w:u w:val="none"/>
          <w:shd w:fill="ffe599" w:val="clear"/>
        </w:rPr>
      </w:pPr>
      <w:r w:rsidDel="00000000" w:rsidR="00000000" w:rsidRPr="00000000">
        <w:rPr>
          <w:shd w:fill="ffe599" w:val="clear"/>
          <w:rtl w:val="0"/>
        </w:rPr>
        <w:t xml:space="preserve">xenoblade 2</w:t>
      </w:r>
    </w:p>
    <w:p w:rsidR="00000000" w:rsidDel="00000000" w:rsidP="00000000" w:rsidRDefault="00000000" w:rsidRPr="00000000" w14:paraId="0000000F">
      <w:pPr>
        <w:numPr>
          <w:ilvl w:val="1"/>
          <w:numId w:val="2"/>
        </w:numPr>
        <w:spacing w:line="276" w:lineRule="auto"/>
        <w:ind w:left="1440" w:hanging="360"/>
        <w:rPr>
          <w:u w:val="none"/>
          <w:shd w:fill="ffe599" w:val="clear"/>
        </w:rPr>
      </w:pPr>
      <w:r w:rsidDel="00000000" w:rsidR="00000000" w:rsidRPr="00000000">
        <w:rPr>
          <w:shd w:fill="ffe599" w:val="clear"/>
          <w:rtl w:val="0"/>
        </w:rPr>
        <w:t xml:space="preserve">zelda pesca</w:t>
      </w:r>
    </w:p>
    <w:p w:rsidR="00000000" w:rsidDel="00000000" w:rsidP="00000000" w:rsidRDefault="00000000" w:rsidRPr="00000000" w14:paraId="00000010">
      <w:pPr>
        <w:numPr>
          <w:ilvl w:val="1"/>
          <w:numId w:val="2"/>
        </w:numPr>
        <w:spacing w:line="276" w:lineRule="auto"/>
        <w:ind w:left="1440" w:hanging="360"/>
        <w:rPr>
          <w:u w:val="none"/>
          <w:shd w:fill="ffe599" w:val="clear"/>
        </w:rPr>
      </w:pPr>
      <w:r w:rsidDel="00000000" w:rsidR="00000000" w:rsidRPr="00000000">
        <w:rPr>
          <w:shd w:fill="ffe599" w:val="clear"/>
          <w:rtl w:val="0"/>
        </w:rPr>
        <w:t xml:space="preserve">pingüino</w:t>
      </w:r>
    </w:p>
    <w:p w:rsidR="00000000" w:rsidDel="00000000" w:rsidP="00000000" w:rsidRDefault="00000000" w:rsidRPr="00000000" w14:paraId="00000011">
      <w:pPr>
        <w:numPr>
          <w:ilvl w:val="1"/>
          <w:numId w:val="2"/>
        </w:numPr>
        <w:spacing w:line="276" w:lineRule="auto"/>
        <w:ind w:left="1440" w:hanging="360"/>
        <w:rPr>
          <w:u w:val="none"/>
          <w:shd w:fill="ffe599" w:val="clear"/>
        </w:rPr>
      </w:pPr>
      <w:r w:rsidDel="00000000" w:rsidR="00000000" w:rsidRPr="00000000">
        <w:rPr>
          <w:shd w:fill="ffe599" w:val="clear"/>
          <w:rtl w:val="0"/>
        </w:rPr>
        <w:t xml:space="preserve">buscar arcade en internet</w:t>
      </w:r>
    </w:p>
    <w:p w:rsidR="00000000" w:rsidDel="00000000" w:rsidP="00000000" w:rsidRDefault="00000000" w:rsidRPr="00000000" w14:paraId="00000012">
      <w:pPr>
        <w:numPr>
          <w:ilvl w:val="1"/>
          <w:numId w:val="2"/>
        </w:numPr>
        <w:spacing w:line="276" w:lineRule="auto"/>
        <w:ind w:left="1440" w:hanging="360"/>
        <w:rPr>
          <w:u w:val="none"/>
          <w:shd w:fill="ffe599" w:val="clear"/>
        </w:rPr>
      </w:pPr>
      <w:r w:rsidDel="00000000" w:rsidR="00000000" w:rsidRPr="00000000">
        <w:rPr>
          <w:shd w:fill="ffe599" w:val="clear"/>
          <w:rtl w:val="0"/>
        </w:rPr>
        <w:t xml:space="preserve">pacman con un melón (meroman (cocomelon))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spacing w:line="276" w:lineRule="auto"/>
        <w:ind w:left="720" w:hanging="360"/>
        <w:rPr>
          <w:u w:val="none"/>
          <w:shd w:fill="ffe599" w:val="clear"/>
        </w:rPr>
      </w:pPr>
      <w:r w:rsidDel="00000000" w:rsidR="00000000" w:rsidRPr="00000000">
        <w:rPr>
          <w:shd w:fill="ffe599" w:val="clear"/>
          <w:rtl w:val="0"/>
        </w:rPr>
        <w:t xml:space="preserve">animaciones UI y personajes las justitas pero alguna guay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spacing w:line="276" w:lineRule="auto"/>
        <w:ind w:left="720" w:hanging="360"/>
        <w:rPr>
          <w:u w:val="none"/>
          <w:shd w:fill="ffe599" w:val="clear"/>
        </w:rPr>
      </w:pPr>
      <w:r w:rsidDel="00000000" w:rsidR="00000000" w:rsidRPr="00000000">
        <w:rPr>
          <w:shd w:fill="ffe599" w:val="clear"/>
          <w:rtl w:val="0"/>
        </w:rPr>
        <w:t xml:space="preserve">lo más importante definir el </w:t>
      </w:r>
      <w:r w:rsidDel="00000000" w:rsidR="00000000" w:rsidRPr="00000000">
        <w:rPr>
          <w:u w:val="single"/>
          <w:shd w:fill="ffe599" w:val="clear"/>
          <w:rtl w:val="0"/>
        </w:rPr>
        <w:t xml:space="preserve">sistema de progresión</w:t>
      </w:r>
      <w:r w:rsidDel="00000000" w:rsidR="00000000" w:rsidRPr="00000000">
        <w:rPr>
          <w:shd w:fill="ffe599" w:val="clear"/>
          <w:rtl w:val="0"/>
        </w:rPr>
        <w:t xml:space="preserve"> (cierta complejidad): stats?, misiones?, inventario, twitter, triggers, flags, actividades</w:t>
      </w:r>
    </w:p>
    <w:p w:rsidR="00000000" w:rsidDel="00000000" w:rsidP="00000000" w:rsidRDefault="00000000" w:rsidRPr="00000000" w14:paraId="00000015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2"/>
        <w:numPr>
          <w:ilvl w:val="0"/>
          <w:numId w:val="3"/>
        </w:numPr>
        <w:spacing w:after="60" w:before="360" w:line="276" w:lineRule="auto"/>
        <w:ind w:left="720" w:hanging="360"/>
        <w:jc w:val="both"/>
        <w:rPr>
          <w:b w:val="1"/>
        </w:rPr>
      </w:pPr>
      <w:bookmarkStart w:colFirst="0" w:colLast="0" w:name="_8ughdpbmz65t" w:id="2"/>
      <w:bookmarkEnd w:id="2"/>
      <w:r w:rsidDel="00000000" w:rsidR="00000000" w:rsidRPr="00000000">
        <w:rPr>
          <w:b w:val="1"/>
          <w:rtl w:val="0"/>
        </w:rPr>
        <w:t xml:space="preserve">Ficha técnica</w:t>
      </w:r>
    </w:p>
    <w:p w:rsidR="00000000" w:rsidDel="00000000" w:rsidP="00000000" w:rsidRDefault="00000000" w:rsidRPr="00000000" w14:paraId="00000017">
      <w:pPr>
        <w:spacing w:line="276" w:lineRule="auto"/>
        <w:rPr/>
      </w:pPr>
      <w:r w:rsidDel="00000000" w:rsidR="00000000" w:rsidRPr="00000000">
        <w:rPr>
          <w:b w:val="1"/>
          <w:i w:val="1"/>
          <w:rtl w:val="0"/>
        </w:rPr>
        <w:t xml:space="preserve">Título</w:t>
      </w:r>
      <w:r w:rsidDel="00000000" w:rsidR="00000000" w:rsidRPr="00000000">
        <w:rPr>
          <w:b w:val="1"/>
          <w:rtl w:val="0"/>
        </w:rPr>
        <w:t xml:space="preserve">:</w:t>
      </w:r>
      <w:r w:rsidDel="00000000" w:rsidR="00000000" w:rsidRPr="00000000">
        <w:rPr>
          <w:rtl w:val="0"/>
        </w:rPr>
        <w:t xml:space="preserve"> My Beloved True Interest</w:t>
      </w:r>
    </w:p>
    <w:p w:rsidR="00000000" w:rsidDel="00000000" w:rsidP="00000000" w:rsidRDefault="00000000" w:rsidRPr="00000000" w14:paraId="00000018">
      <w:pPr>
        <w:spacing w:line="276" w:lineRule="auto"/>
        <w:rPr/>
      </w:pPr>
      <w:r w:rsidDel="00000000" w:rsidR="00000000" w:rsidRPr="00000000">
        <w:rPr>
          <w:b w:val="1"/>
          <w:i w:val="1"/>
          <w:rtl w:val="0"/>
        </w:rPr>
        <w:t xml:space="preserve">Género</w:t>
      </w:r>
      <w:r w:rsidDel="00000000" w:rsidR="00000000" w:rsidRPr="00000000">
        <w:rPr>
          <w:b w:val="1"/>
          <w:rtl w:val="0"/>
        </w:rPr>
        <w:t xml:space="preserve">:</w:t>
      </w:r>
      <w:r w:rsidDel="00000000" w:rsidR="00000000" w:rsidRPr="00000000">
        <w:rPr>
          <w:rtl w:val="0"/>
        </w:rPr>
        <w:t xml:space="preserve"> Novela Visual, Romance, Simulador de citas</w:t>
      </w:r>
    </w:p>
    <w:p w:rsidR="00000000" w:rsidDel="00000000" w:rsidP="00000000" w:rsidRDefault="00000000" w:rsidRPr="00000000" w14:paraId="00000019">
      <w:pPr>
        <w:spacing w:line="276" w:lineRule="auto"/>
        <w:rPr/>
      </w:pPr>
      <w:r w:rsidDel="00000000" w:rsidR="00000000" w:rsidRPr="00000000">
        <w:rPr>
          <w:b w:val="1"/>
          <w:i w:val="1"/>
          <w:rtl w:val="0"/>
        </w:rPr>
        <w:t xml:space="preserve">Target</w:t>
      </w:r>
      <w:r w:rsidDel="00000000" w:rsidR="00000000" w:rsidRPr="00000000">
        <w:rPr>
          <w:b w:val="1"/>
          <w:rtl w:val="0"/>
        </w:rPr>
        <w:t xml:space="preserve">:</w:t>
      </w:r>
      <w:r w:rsidDel="00000000" w:rsidR="00000000" w:rsidRPr="00000000">
        <w:rPr>
          <w:rtl w:val="0"/>
        </w:rPr>
        <w:t xml:space="preserve"> Jóvenes adultos (sin dependencia de género)</w:t>
      </w:r>
    </w:p>
    <w:p w:rsidR="00000000" w:rsidDel="00000000" w:rsidP="00000000" w:rsidRDefault="00000000" w:rsidRPr="00000000" w14:paraId="0000001A">
      <w:pPr>
        <w:spacing w:line="276" w:lineRule="auto"/>
        <w:rPr/>
      </w:pPr>
      <w:r w:rsidDel="00000000" w:rsidR="00000000" w:rsidRPr="00000000">
        <w:rPr>
          <w:b w:val="1"/>
          <w:i w:val="1"/>
          <w:rtl w:val="0"/>
        </w:rPr>
        <w:t xml:space="preserve">Rating</w:t>
      </w:r>
      <w:r w:rsidDel="00000000" w:rsidR="00000000" w:rsidRPr="00000000">
        <w:rPr>
          <w:b w:val="1"/>
          <w:rtl w:val="0"/>
        </w:rPr>
        <w:t xml:space="preserve">:</w:t>
      </w:r>
      <w:r w:rsidDel="00000000" w:rsidR="00000000" w:rsidRPr="00000000">
        <w:rPr>
          <w:rtl w:val="0"/>
        </w:rPr>
        <w:t xml:space="preserve"> Todos los públicos</w:t>
      </w:r>
    </w:p>
    <w:p w:rsidR="00000000" w:rsidDel="00000000" w:rsidP="00000000" w:rsidRDefault="00000000" w:rsidRPr="00000000" w14:paraId="0000001B">
      <w:pPr>
        <w:spacing w:line="276" w:lineRule="auto"/>
        <w:rPr/>
      </w:pPr>
      <w:r w:rsidDel="00000000" w:rsidR="00000000" w:rsidRPr="00000000">
        <w:rPr>
          <w:b w:val="1"/>
          <w:i w:val="1"/>
          <w:rtl w:val="0"/>
        </w:rPr>
        <w:t xml:space="preserve">Plataforma</w:t>
      </w:r>
      <w:r w:rsidDel="00000000" w:rsidR="00000000" w:rsidRPr="00000000">
        <w:rPr>
          <w:b w:val="1"/>
          <w:rtl w:val="0"/>
        </w:rPr>
        <w:t xml:space="preserve">:</w:t>
      </w:r>
      <w:r w:rsidDel="00000000" w:rsidR="00000000" w:rsidRPr="00000000">
        <w:rPr>
          <w:rtl w:val="0"/>
        </w:rPr>
        <w:t xml:space="preserve"> Windows</w:t>
      </w:r>
    </w:p>
    <w:p w:rsidR="00000000" w:rsidDel="00000000" w:rsidP="00000000" w:rsidRDefault="00000000" w:rsidRPr="00000000" w14:paraId="0000001C">
      <w:pPr>
        <w:spacing w:line="276" w:lineRule="auto"/>
        <w:rPr/>
      </w:pPr>
      <w:r w:rsidDel="00000000" w:rsidR="00000000" w:rsidRPr="00000000">
        <w:rPr>
          <w:b w:val="1"/>
          <w:i w:val="1"/>
          <w:rtl w:val="0"/>
        </w:rPr>
        <w:t xml:space="preserve">Modos de juego</w:t>
      </w:r>
      <w:r w:rsidDel="00000000" w:rsidR="00000000" w:rsidRPr="00000000">
        <w:rPr>
          <w:b w:val="1"/>
          <w:rtl w:val="0"/>
        </w:rPr>
        <w:t xml:space="preserve">:</w:t>
      </w:r>
      <w:r w:rsidDel="00000000" w:rsidR="00000000" w:rsidRPr="00000000">
        <w:rPr>
          <w:rtl w:val="0"/>
        </w:rPr>
        <w:t xml:space="preserve"> 1 jugador</w:t>
      </w:r>
    </w:p>
    <w:p w:rsidR="00000000" w:rsidDel="00000000" w:rsidP="00000000" w:rsidRDefault="00000000" w:rsidRPr="00000000" w14:paraId="0000001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2"/>
        <w:numPr>
          <w:ilvl w:val="0"/>
          <w:numId w:val="3"/>
        </w:numPr>
        <w:spacing w:after="60" w:line="276" w:lineRule="auto"/>
        <w:ind w:left="720" w:hanging="360"/>
        <w:jc w:val="both"/>
        <w:rPr>
          <w:b w:val="1"/>
          <w:sz w:val="32"/>
          <w:szCs w:val="32"/>
        </w:rPr>
      </w:pPr>
      <w:bookmarkStart w:colFirst="0" w:colLast="0" w:name="_64axy07gpu3j" w:id="3"/>
      <w:bookmarkEnd w:id="3"/>
      <w:r w:rsidDel="00000000" w:rsidR="00000000" w:rsidRPr="00000000">
        <w:rPr>
          <w:b w:val="1"/>
          <w:rtl w:val="0"/>
        </w:rPr>
        <w:t xml:space="preserve">Descripción</w:t>
      </w:r>
    </w:p>
    <w:p w:rsidR="00000000" w:rsidDel="00000000" w:rsidP="00000000" w:rsidRDefault="00000000" w:rsidRPr="00000000" w14:paraId="0000001F">
      <w:pPr>
        <w:ind w:left="0" w:firstLine="0"/>
        <w:rPr/>
      </w:pPr>
      <w:r w:rsidDel="00000000" w:rsidR="00000000" w:rsidRPr="00000000">
        <w:rPr>
          <w:rtl w:val="0"/>
        </w:rPr>
        <w:t xml:space="preserve">My Beloved True Interest es una novela visual y simulador de citas en el que el protagonista establecerá distintas relaciones y eventualmente un romance entre cuatro personajes universitarios en base a las decisiones del jugador, además de experimentar la vida escolar con actividades diarias.</w:t>
      </w:r>
    </w:p>
    <w:p w:rsidR="00000000" w:rsidDel="00000000" w:rsidP="00000000" w:rsidRDefault="00000000" w:rsidRPr="00000000" w14:paraId="0000002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2"/>
        <w:numPr>
          <w:ilvl w:val="0"/>
          <w:numId w:val="3"/>
        </w:numPr>
        <w:spacing w:after="60" w:line="276" w:lineRule="auto"/>
        <w:ind w:left="720" w:hanging="360"/>
        <w:jc w:val="both"/>
        <w:rPr>
          <w:b w:val="1"/>
          <w:sz w:val="32"/>
          <w:szCs w:val="32"/>
        </w:rPr>
      </w:pPr>
      <w:bookmarkStart w:colFirst="0" w:colLast="0" w:name="_bkic665ehi7" w:id="4"/>
      <w:bookmarkEnd w:id="4"/>
      <w:r w:rsidDel="00000000" w:rsidR="00000000" w:rsidRPr="00000000">
        <w:rPr>
          <w:b w:val="1"/>
          <w:rtl w:val="0"/>
        </w:rPr>
        <w:t xml:space="preserve">Jugabilidad y mecánicas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El juego se desarrolla a través del punto de vista del protagonista. </w:t>
      </w:r>
      <w:r w:rsidDel="00000000" w:rsidR="00000000" w:rsidRPr="00000000">
        <w:rPr>
          <w:color w:val="0b5394"/>
          <w:rtl w:val="0"/>
        </w:rPr>
        <w:t xml:space="preserve">(Narración en primera persona todo el tiempo o habrá narrador?)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El jugador vivirá su día a día moviéndose por los distintos escenarios, interactuando con la gente, cumpliendo misiones o distrayéndose un rato con el móvil.</w:t>
      </w: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23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>
          <w:color w:val="0b5394"/>
        </w:rPr>
      </w:pPr>
      <w:r w:rsidDel="00000000" w:rsidR="00000000" w:rsidRPr="00000000">
        <w:rPr>
          <w:rtl w:val="0"/>
        </w:rPr>
        <w:t xml:space="preserve">Cada día se dividirá en cuatro secciones</w:t>
      </w:r>
      <w:r w:rsidDel="00000000" w:rsidR="00000000" w:rsidRPr="00000000">
        <w:rPr>
          <w:color w:val="0b5394"/>
          <w:rtl w:val="0"/>
        </w:rPr>
        <w:t xml:space="preserve">: </w:t>
      </w:r>
    </w:p>
    <w:p w:rsidR="00000000" w:rsidDel="00000000" w:rsidP="00000000" w:rsidRDefault="00000000" w:rsidRPr="00000000" w14:paraId="00000025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Mañana: Llegar a clase un día más y ponerse a estudiar con la persona favorita.</w:t>
      </w:r>
      <w:r w:rsidDel="00000000" w:rsidR="00000000" w:rsidRPr="00000000">
        <w:rPr>
          <w:color w:val="0b5394"/>
          <w:rtl w:val="0"/>
        </w:rPr>
        <w:t xml:space="preserve"> </w:t>
      </w:r>
    </w:p>
    <w:p w:rsidR="00000000" w:rsidDel="00000000" w:rsidP="00000000" w:rsidRDefault="00000000" w:rsidRPr="00000000" w14:paraId="00000026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tl w:val="0"/>
        </w:rPr>
        <w:t xml:space="preserve">Medio día: Hora de mentorías. Momento de relacionarse con los cuatro estudiantes de intercambio.</w:t>
      </w:r>
    </w:p>
    <w:p w:rsidR="00000000" w:rsidDel="00000000" w:rsidP="00000000" w:rsidRDefault="00000000" w:rsidRPr="00000000" w14:paraId="00000027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tl w:val="0"/>
        </w:rPr>
        <w:t xml:space="preserve">Tiempo libre: Toca aprovechar para volverse más cercano a alguien, dar vueltas por el lugar, ayudar un poco…</w:t>
      </w:r>
    </w:p>
    <w:p w:rsidR="00000000" w:rsidDel="00000000" w:rsidP="00000000" w:rsidRDefault="00000000" w:rsidRPr="00000000" w14:paraId="00000028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tl w:val="0"/>
        </w:rPr>
        <w:t xml:space="preserve">Actividades nocturnas: Después de un largo día el protagonista llega a su casa para descansar o hacer alguna otra cosa que le apetezca antes de descansar.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rPr/>
      </w:pPr>
      <w:r w:rsidDel="00000000" w:rsidR="00000000" w:rsidRPr="00000000">
        <w:rPr>
          <w:rtl w:val="0"/>
        </w:rPr>
        <w:t xml:space="preserve">Dependiendo de las decisiones de diálogo que se tomen puede subir ligeramente la afinidad con algún personaje o una estadística, hasta 5 puntos en total en ambas. </w:t>
      </w:r>
    </w:p>
    <w:p w:rsidR="00000000" w:rsidDel="00000000" w:rsidP="00000000" w:rsidRDefault="00000000" w:rsidRPr="00000000" w14:paraId="0000002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/>
      </w:pPr>
      <w:r w:rsidDel="00000000" w:rsidR="00000000" w:rsidRPr="00000000">
        <w:rPr>
          <w:rtl w:val="0"/>
        </w:rPr>
        <w:t xml:space="preserve">Las mecánicas principales que afectan al desarrollo del día a día in-game son: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2"/>
        <w:numPr>
          <w:ilvl w:val="1"/>
          <w:numId w:val="3"/>
        </w:numPr>
        <w:ind w:left="1440" w:hanging="360"/>
      </w:pPr>
      <w:bookmarkStart w:colFirst="0" w:colLast="0" w:name="_rwg5uvv3aeti" w:id="5"/>
      <w:bookmarkEnd w:id="5"/>
      <w:r w:rsidDel="00000000" w:rsidR="00000000" w:rsidRPr="00000000">
        <w:rPr>
          <w:rtl w:val="0"/>
        </w:rPr>
        <w:t xml:space="preserve">Estadísticas: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2600325</wp:posOffset>
            </wp:positionH>
            <wp:positionV relativeFrom="paragraph">
              <wp:posOffset>457200</wp:posOffset>
            </wp:positionV>
            <wp:extent cx="3281363" cy="2049489"/>
            <wp:effectExtent b="0" l="0" r="0" t="0"/>
            <wp:wrapSquare wrapText="bothSides" distB="114300" distT="114300" distL="114300" distR="11430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1363" cy="204948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E">
      <w:pPr>
        <w:ind w:left="0" w:firstLine="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  <w:t xml:space="preserve">Cada personaje tiene una personalidad y cosas que se le dan mejor y peor; dividimos las características de cada personaje en cinco estadísticas:</w:t>
      </w:r>
    </w:p>
    <w:p w:rsidR="00000000" w:rsidDel="00000000" w:rsidP="00000000" w:rsidRDefault="00000000" w:rsidRPr="00000000" w14:paraId="0000002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b w:val="1"/>
          <w:rtl w:val="0"/>
        </w:rPr>
        <w:t xml:space="preserve">Carisma:</w:t>
      </w:r>
      <w:r w:rsidDel="00000000" w:rsidR="00000000" w:rsidRPr="00000000">
        <w:rPr>
          <w:rtl w:val="0"/>
        </w:rPr>
        <w:t xml:space="preserve"> Define tus habilidades sociales. A más carisma más presencia, liderazgo etc… Eres más popular</w:t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b w:val="1"/>
          <w:rtl w:val="0"/>
        </w:rPr>
        <w:t xml:space="preserve">Amabilidad</w:t>
      </w:r>
      <w:r w:rsidDel="00000000" w:rsidR="00000000" w:rsidRPr="00000000">
        <w:rPr>
          <w:rtl w:val="0"/>
        </w:rPr>
        <w:t xml:space="preserve">: Define cómo te comportas con los problemas ajenos y en circunstancias sociales comprometidas, también cuanto más amable te ven de forma más adorable.</w:t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Inteligencia</w:t>
      </w:r>
      <w:r w:rsidDel="00000000" w:rsidR="00000000" w:rsidRPr="00000000">
        <w:rPr>
          <w:rtl w:val="0"/>
        </w:rPr>
        <w:t xml:space="preserve">: Define tu forma de pensar; la objetividad y la eficiencia son la prioridad. Puede llegar a ser algo repelente.</w:t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Humor:</w:t>
      </w:r>
      <w:r w:rsidDel="00000000" w:rsidR="00000000" w:rsidRPr="00000000">
        <w:rPr>
          <w:rtl w:val="0"/>
        </w:rPr>
        <w:t xml:space="preserve"> Define tus habilidades para hacer reir a la gente y llevarte bien con ellos</w:t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Suerte: </w:t>
      </w:r>
      <w:r w:rsidDel="00000000" w:rsidR="00000000" w:rsidRPr="00000000">
        <w:rPr>
          <w:rtl w:val="0"/>
        </w:rPr>
        <w:t xml:space="preserve">Un poco de suerte puede venir muy bien o tal vez alguien te ayude si tienes muy mala, nunca se sabe.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Puedes simular tu propio personaje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aquí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7">
      <w:pPr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2"/>
        <w:numPr>
          <w:ilvl w:val="1"/>
          <w:numId w:val="3"/>
        </w:numPr>
        <w:ind w:left="1440" w:hanging="360"/>
      </w:pPr>
      <w:bookmarkStart w:colFirst="0" w:colLast="0" w:name="_1l68edwnvi88" w:id="6"/>
      <w:bookmarkEnd w:id="6"/>
      <w:r w:rsidDel="00000000" w:rsidR="00000000" w:rsidRPr="00000000">
        <w:rPr>
          <w:rtl w:val="0"/>
        </w:rPr>
        <w:t xml:space="preserve">Gestión de tiempo:</w:t>
      </w:r>
    </w:p>
    <w:p w:rsidR="00000000" w:rsidDel="00000000" w:rsidP="00000000" w:rsidRDefault="00000000" w:rsidRPr="00000000" w14:paraId="00000039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657475" cy="3990975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5942" l="3934" r="4590" t="16743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3990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(esquema de la distribución del día)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3"/>
        <w:numPr>
          <w:ilvl w:val="2"/>
          <w:numId w:val="3"/>
        </w:numPr>
        <w:ind w:left="2160" w:hanging="360"/>
      </w:pPr>
      <w:bookmarkStart w:colFirst="0" w:colLast="0" w:name="_w3prhnc94bku" w:id="7"/>
      <w:bookmarkEnd w:id="7"/>
      <w:r w:rsidDel="00000000" w:rsidR="00000000" w:rsidRPr="00000000">
        <w:rPr>
          <w:rtl w:val="0"/>
        </w:rPr>
        <w:t xml:space="preserve">Actividades diurnas:</w:t>
      </w:r>
    </w:p>
    <w:p w:rsidR="00000000" w:rsidDel="00000000" w:rsidP="00000000" w:rsidRDefault="00000000" w:rsidRPr="00000000" w14:paraId="0000003D">
      <w:pPr>
        <w:ind w:left="720" w:firstLine="0"/>
        <w:rPr/>
      </w:pPr>
      <w:r w:rsidDel="00000000" w:rsidR="00000000" w:rsidRPr="00000000">
        <w:rPr>
          <w:rtl w:val="0"/>
        </w:rPr>
        <w:t xml:space="preserve">Al elegir sitio, el jugador tendrá que pasar la mañana estudiando y atendiendo a clase al lado del estudiante de intercambio correspondiente, lo que puede conllevar interacciones especiales o puntos de estadísticas/afección.</w:t>
      </w:r>
    </w:p>
    <w:p w:rsidR="00000000" w:rsidDel="00000000" w:rsidP="00000000" w:rsidRDefault="00000000" w:rsidRPr="00000000" w14:paraId="0000003E">
      <w:pPr>
        <w:pStyle w:val="Heading3"/>
        <w:numPr>
          <w:ilvl w:val="2"/>
          <w:numId w:val="3"/>
        </w:numPr>
        <w:ind w:left="2160" w:hanging="360"/>
        <w:rPr/>
      </w:pPr>
      <w:bookmarkStart w:colFirst="0" w:colLast="0" w:name="_ez2r086otxtj" w:id="8"/>
      <w:bookmarkEnd w:id="8"/>
      <w:r w:rsidDel="00000000" w:rsidR="00000000" w:rsidRPr="00000000">
        <w:rPr>
          <w:rtl w:val="0"/>
        </w:rPr>
        <w:t xml:space="preserve">Reuniones: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720" w:firstLine="0"/>
        <w:rPr/>
      </w:pPr>
      <w:r w:rsidDel="00000000" w:rsidR="00000000" w:rsidRPr="00000000">
        <w:rPr>
          <w:rtl w:val="0"/>
        </w:rPr>
        <w:t xml:space="preserve">El jugador tendrá todos los días una reunión con los cuatro estudiantes de intercambio juntos para resolver dudas que tengan, preparar actividades con ellos, conocerse mejor, etc.</w:t>
      </w:r>
    </w:p>
    <w:p w:rsidR="00000000" w:rsidDel="00000000" w:rsidP="00000000" w:rsidRDefault="00000000" w:rsidRPr="00000000" w14:paraId="00000040">
      <w:pPr>
        <w:pStyle w:val="Heading3"/>
        <w:numPr>
          <w:ilvl w:val="2"/>
          <w:numId w:val="3"/>
        </w:numPr>
        <w:ind w:left="2160" w:hanging="360"/>
        <w:rPr/>
      </w:pPr>
      <w:bookmarkStart w:colFirst="0" w:colLast="0" w:name="_5xduoj6miox0" w:id="9"/>
      <w:bookmarkEnd w:id="9"/>
      <w:r w:rsidDel="00000000" w:rsidR="00000000" w:rsidRPr="00000000">
        <w:rPr>
          <w:rtl w:val="0"/>
        </w:rPr>
        <w:t xml:space="preserve">Tiempo libre:</w:t>
      </w:r>
      <w:r w:rsidDel="00000000" w:rsidR="00000000" w:rsidRPr="00000000">
        <w:rPr>
          <w:color w:val="0b5394"/>
          <w:rtl w:val="0"/>
        </w:rPr>
        <w:tab/>
      </w:r>
    </w:p>
    <w:p w:rsidR="00000000" w:rsidDel="00000000" w:rsidP="00000000" w:rsidRDefault="00000000" w:rsidRPr="00000000" w14:paraId="00000041">
      <w:pPr>
        <w:ind w:left="708.6614173228347" w:firstLine="0"/>
        <w:rPr/>
      </w:pPr>
      <w:r w:rsidDel="00000000" w:rsidR="00000000" w:rsidRPr="00000000">
        <w:rPr>
          <w:color w:val="0b5394"/>
          <w:rtl w:val="0"/>
        </w:rPr>
        <w:tab/>
      </w:r>
      <w:r w:rsidDel="00000000" w:rsidR="00000000" w:rsidRPr="00000000">
        <w:rPr>
          <w:rtl w:val="0"/>
        </w:rPr>
        <w:t xml:space="preserve">Decisión sobre qué actividad hacer de entre las opciones posibles entre las que se incluyen misiones de personaje, actividades para subir estadísticas, quedadas para subir el nivel de afección etc.</w:t>
      </w:r>
    </w:p>
    <w:p w:rsidR="00000000" w:rsidDel="00000000" w:rsidP="00000000" w:rsidRDefault="00000000" w:rsidRPr="00000000" w14:paraId="00000042">
      <w:pPr>
        <w:pStyle w:val="Heading3"/>
        <w:numPr>
          <w:ilvl w:val="2"/>
          <w:numId w:val="3"/>
        </w:numPr>
        <w:ind w:left="2160" w:hanging="360"/>
        <w:rPr/>
      </w:pPr>
      <w:bookmarkStart w:colFirst="0" w:colLast="0" w:name="_y8b8uncmp88v" w:id="10"/>
      <w:bookmarkEnd w:id="10"/>
      <w:r w:rsidDel="00000000" w:rsidR="00000000" w:rsidRPr="00000000">
        <w:rPr>
          <w:rtl w:val="0"/>
        </w:rPr>
        <w:t xml:space="preserve">Actividades nocturnas: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720" w:firstLine="0"/>
        <w:rPr/>
      </w:pPr>
      <w:r w:rsidDel="00000000" w:rsidR="00000000" w:rsidRPr="00000000">
        <w:rPr>
          <w:rtl w:val="0"/>
        </w:rPr>
        <w:t xml:space="preserve">Se podrá completar una actividad más, pero esta vez más corta, lo cual dará menos puntos de estadísticas o afección o podrá irse a dormir antes.</w:t>
      </w:r>
    </w:p>
    <w:p w:rsidR="00000000" w:rsidDel="00000000" w:rsidP="00000000" w:rsidRDefault="00000000" w:rsidRPr="00000000" w14:paraId="0000004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2"/>
        <w:numPr>
          <w:ilvl w:val="1"/>
          <w:numId w:val="3"/>
        </w:numPr>
        <w:ind w:left="1440" w:hanging="360"/>
      </w:pPr>
      <w:bookmarkStart w:colFirst="0" w:colLast="0" w:name="_aejhpfxmo7et" w:id="11"/>
      <w:bookmarkEnd w:id="11"/>
      <w:r w:rsidDel="00000000" w:rsidR="00000000" w:rsidRPr="00000000">
        <w:rPr>
          <w:rtl w:val="0"/>
        </w:rPr>
        <w:t xml:space="preserve">Móvil:</w:t>
      </w:r>
    </w:p>
    <w:p w:rsidR="00000000" w:rsidDel="00000000" w:rsidP="00000000" w:rsidRDefault="00000000" w:rsidRPr="00000000" w14:paraId="00000046">
      <w:pPr>
        <w:ind w:left="1440" w:firstLine="0"/>
        <w:rPr/>
      </w:pPr>
      <w:r w:rsidDel="00000000" w:rsidR="00000000" w:rsidRPr="00000000">
        <w:rPr>
          <w:rtl w:val="0"/>
        </w:rPr>
        <w:t xml:space="preserve">Durante la partida, el jugador tendrá acceso a su teléfono móvil en cualquier momento, lo cual le permitirá ver sus objetos guardados, sus redes sociales y jugar al juego de movil del momento</w:t>
      </w:r>
    </w:p>
    <w:p w:rsidR="00000000" w:rsidDel="00000000" w:rsidP="00000000" w:rsidRDefault="00000000" w:rsidRPr="00000000" w14:paraId="00000047">
      <w:pPr>
        <w:pStyle w:val="Heading2"/>
        <w:numPr>
          <w:ilvl w:val="2"/>
          <w:numId w:val="3"/>
        </w:numPr>
        <w:ind w:left="2160" w:hanging="360"/>
        <w:rPr>
          <w:sz w:val="32"/>
          <w:szCs w:val="32"/>
        </w:rPr>
      </w:pPr>
      <w:bookmarkStart w:colFirst="0" w:colLast="0" w:name="_r0343wtr43pu" w:id="12"/>
      <w:bookmarkEnd w:id="12"/>
      <w:r w:rsidDel="00000000" w:rsidR="00000000" w:rsidRPr="00000000">
        <w:rPr>
          <w:rtl w:val="0"/>
        </w:rPr>
        <w:t xml:space="preserve">Minijuego:</w:t>
      </w:r>
    </w:p>
    <w:p w:rsidR="00000000" w:rsidDel="00000000" w:rsidP="00000000" w:rsidRDefault="00000000" w:rsidRPr="00000000" w14:paraId="00000048">
      <w:pPr>
        <w:ind w:left="1417.3228346456694" w:firstLine="0"/>
        <w:rPr/>
      </w:pPr>
      <w:r w:rsidDel="00000000" w:rsidR="00000000" w:rsidRPr="00000000">
        <w:rPr>
          <w:rtl w:val="0"/>
        </w:rPr>
        <w:t xml:space="preserve">Para poder conseguir el final secreto hace falta superar la puntuación máxima de un minijuego disponible en el móvil del personaje protagonista, accesible en cualquier momento y basado en físicas.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2"/>
        <w:numPr>
          <w:ilvl w:val="2"/>
          <w:numId w:val="3"/>
        </w:numPr>
        <w:ind w:left="2160" w:hanging="360"/>
      </w:pPr>
      <w:bookmarkStart w:colFirst="0" w:colLast="0" w:name="_nk62o0ynf21b" w:id="13"/>
      <w:bookmarkEnd w:id="13"/>
      <w:r w:rsidDel="00000000" w:rsidR="00000000" w:rsidRPr="00000000">
        <w:rPr>
          <w:rtl w:val="0"/>
        </w:rPr>
        <w:t xml:space="preserve">Twitter; misiones:</w:t>
      </w:r>
    </w:p>
    <w:p w:rsidR="00000000" w:rsidDel="00000000" w:rsidP="00000000" w:rsidRDefault="00000000" w:rsidRPr="00000000" w14:paraId="0000004A">
      <w:pPr>
        <w:ind w:left="1417.3228346456694" w:firstLine="0"/>
        <w:rPr/>
      </w:pPr>
      <w:r w:rsidDel="00000000" w:rsidR="00000000" w:rsidRPr="00000000">
        <w:rPr>
          <w:rtl w:val="0"/>
        </w:rPr>
        <w:tab/>
        <w:t xml:space="preserve">Mediante la red social, el jugador será capaz de ver las publicaciones de los estudiantes de intercambio, responderles, interactuar con ellos en cualquier momento e incluso quedar con ellos. Esto último supondrá el inicio de una misión en la cual se podrá subir las estadísticas y afinidad.</w:t>
      </w:r>
    </w:p>
    <w:p w:rsidR="00000000" w:rsidDel="00000000" w:rsidP="00000000" w:rsidRDefault="00000000" w:rsidRPr="00000000" w14:paraId="0000004B">
      <w:pPr>
        <w:pStyle w:val="Heading2"/>
        <w:numPr>
          <w:ilvl w:val="2"/>
          <w:numId w:val="3"/>
        </w:numPr>
        <w:ind w:left="2160" w:hanging="360"/>
      </w:pPr>
      <w:bookmarkStart w:colFirst="0" w:colLast="0" w:name="_1fxqdw4lg161" w:id="14"/>
      <w:bookmarkEnd w:id="14"/>
      <w:r w:rsidDel="00000000" w:rsidR="00000000" w:rsidRPr="00000000">
        <w:rPr>
          <w:rtl w:val="0"/>
        </w:rPr>
        <w:t xml:space="preserve">Objetos guardados:</w:t>
      </w:r>
    </w:p>
    <w:p w:rsidR="00000000" w:rsidDel="00000000" w:rsidP="00000000" w:rsidRDefault="00000000" w:rsidRPr="00000000" w14:paraId="0000004C">
      <w:pPr>
        <w:ind w:left="1417.3228346456694" w:firstLine="0"/>
        <w:rPr/>
      </w:pPr>
      <w:r w:rsidDel="00000000" w:rsidR="00000000" w:rsidRPr="00000000">
        <w:rPr>
          <w:rtl w:val="0"/>
        </w:rPr>
        <w:t xml:space="preserve">Durante la partida, se podrán recoger ciertos objetos importantes para la finalización de ciertas misiones. Una vez en la posesión del jugador, se podrán ver en el teléfono móvil.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2"/>
        <w:numPr>
          <w:ilvl w:val="1"/>
          <w:numId w:val="3"/>
        </w:numPr>
        <w:spacing w:after="0" w:afterAutospacing="0"/>
        <w:ind w:left="1440" w:hanging="360"/>
      </w:pPr>
      <w:bookmarkStart w:colFirst="0" w:colLast="0" w:name="_n15cweob6lbe" w:id="15"/>
      <w:bookmarkEnd w:id="15"/>
      <w:r w:rsidDel="00000000" w:rsidR="00000000" w:rsidRPr="00000000">
        <w:rPr>
          <w:rtl w:val="0"/>
        </w:rPr>
        <w:t xml:space="preserve">Niveles de afinidad:</w:t>
      </w:r>
    </w:p>
    <w:p w:rsidR="00000000" w:rsidDel="00000000" w:rsidP="00000000" w:rsidRDefault="00000000" w:rsidRPr="00000000" w14:paraId="0000004F">
      <w:pPr>
        <w:numPr>
          <w:ilvl w:val="2"/>
          <w:numId w:val="3"/>
        </w:numPr>
        <w:ind w:left="2160" w:hanging="360"/>
        <w:rPr/>
      </w:pPr>
      <w:r w:rsidDel="00000000" w:rsidR="00000000" w:rsidRPr="00000000">
        <w:rPr>
          <w:b w:val="1"/>
          <w:rtl w:val="0"/>
        </w:rPr>
        <w:t xml:space="preserve">Conocidos</w:t>
      </w:r>
      <w:r w:rsidDel="00000000" w:rsidR="00000000" w:rsidRPr="00000000">
        <w:rPr>
          <w:rtl w:val="0"/>
        </w:rPr>
        <w:t xml:space="preserve">: Ya eres algo más que un mentor para ellos. Os saludais fuera de clases y tenéis pequeñas charlas.</w:t>
      </w:r>
    </w:p>
    <w:p w:rsidR="00000000" w:rsidDel="00000000" w:rsidP="00000000" w:rsidRDefault="00000000" w:rsidRPr="00000000" w14:paraId="00000050">
      <w:pPr>
        <w:numPr>
          <w:ilvl w:val="2"/>
          <w:numId w:val="3"/>
        </w:numPr>
        <w:ind w:left="216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Amigos</w:t>
      </w:r>
      <w:r w:rsidDel="00000000" w:rsidR="00000000" w:rsidRPr="00000000">
        <w:rPr>
          <w:rtl w:val="0"/>
        </w:rPr>
        <w:t xml:space="preserve">: Quedáis juntos para comer o para veros entre clases para </w:t>
      </w:r>
      <w:r w:rsidDel="00000000" w:rsidR="00000000" w:rsidRPr="00000000">
        <w:rPr>
          <w:rtl w:val="0"/>
        </w:rPr>
        <w:t xml:space="preserve">echaros unas</w:t>
      </w:r>
      <w:r w:rsidDel="00000000" w:rsidR="00000000" w:rsidRPr="00000000">
        <w:rPr>
          <w:rtl w:val="0"/>
        </w:rPr>
        <w:t xml:space="preserve"> risas, hay bromas entre ambos.</w:t>
      </w:r>
    </w:p>
    <w:p w:rsidR="00000000" w:rsidDel="00000000" w:rsidP="00000000" w:rsidRDefault="00000000" w:rsidRPr="00000000" w14:paraId="00000051">
      <w:pPr>
        <w:numPr>
          <w:ilvl w:val="2"/>
          <w:numId w:val="3"/>
        </w:numPr>
        <w:ind w:left="216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Cercanos:</w:t>
      </w:r>
      <w:r w:rsidDel="00000000" w:rsidR="00000000" w:rsidRPr="00000000">
        <w:rPr>
          <w:rtl w:val="0"/>
        </w:rPr>
        <w:t xml:space="preserve"> Comienza a confiar en ti para contarte cosas más serías, ya no solo quedais para </w:t>
      </w:r>
      <w:r w:rsidDel="00000000" w:rsidR="00000000" w:rsidRPr="00000000">
        <w:rPr>
          <w:rtl w:val="0"/>
        </w:rPr>
        <w:t xml:space="preserve">echaros unas</w:t>
      </w:r>
      <w:r w:rsidDel="00000000" w:rsidR="00000000" w:rsidRPr="00000000">
        <w:rPr>
          <w:rtl w:val="0"/>
        </w:rPr>
        <w:t xml:space="preserve"> risas, </w:t>
      </w:r>
      <w:r w:rsidDel="00000000" w:rsidR="00000000" w:rsidRPr="00000000">
        <w:rPr>
          <w:rtl w:val="0"/>
        </w:rPr>
        <w:t xml:space="preserve">confiais</w:t>
      </w:r>
      <w:r w:rsidDel="00000000" w:rsidR="00000000" w:rsidRPr="00000000">
        <w:rPr>
          <w:rtl w:val="0"/>
        </w:rPr>
        <w:t xml:space="preserve"> el uno en el otro.</w:t>
      </w:r>
    </w:p>
    <w:p w:rsidR="00000000" w:rsidDel="00000000" w:rsidP="00000000" w:rsidRDefault="00000000" w:rsidRPr="00000000" w14:paraId="00000052">
      <w:pPr>
        <w:numPr>
          <w:ilvl w:val="2"/>
          <w:numId w:val="3"/>
        </w:numPr>
        <w:ind w:left="2160" w:hanging="360"/>
        <w:rPr>
          <w:b w:val="1"/>
        </w:rPr>
      </w:pPr>
      <w:ins w:author="CYNTHIA TRISTÁN ÁLVAREZ" w:id="0" w:date="2023-10-02T22:11:08Z">
        <w:r w:rsidDel="00000000" w:rsidR="00000000" w:rsidRPr="00000000">
          <w:rPr>
            <w:rtl w:val="0"/>
          </w:rPr>
          <w:t xml:space="preserve">Enamorados</w:t>
        </w:r>
      </w:ins>
      <w:r w:rsidDel="00000000" w:rsidR="00000000" w:rsidRPr="00000000">
        <w:rPr>
          <w:b w:val="1"/>
          <w:rtl w:val="0"/>
          <w:rPrChange w:author="CYNTHIA TRISTÁN ÁLVAREZ" w:id="1" w:date="2023-10-02T22:11:08Z">
            <w:rPr/>
          </w:rPrChange>
        </w:rPr>
        <w:t xml:space="preserve"> </w:t>
      </w:r>
      <w:del w:author="CYNTHIA TRISTÁN ÁLVAREZ" w:id="0" w:date="2023-10-02T22:11:08Z">
        <w:r w:rsidDel="00000000" w:rsidR="00000000" w:rsidRPr="00000000">
          <w:rPr>
            <w:b w:val="1"/>
            <w:rtl w:val="0"/>
          </w:rPr>
          <w:delText xml:space="preserve">Crush</w:delText>
        </w:r>
      </w:del>
      <w:r w:rsidDel="00000000" w:rsidR="00000000" w:rsidRPr="00000000">
        <w:rPr>
          <w:rtl w:val="0"/>
        </w:rPr>
        <w:t xml:space="preserve">: Os ponéis algo nerviosos al estar cerca del otro, se tontea un poco…</w:t>
      </w:r>
    </w:p>
    <w:p w:rsidR="00000000" w:rsidDel="00000000" w:rsidP="00000000" w:rsidRDefault="00000000" w:rsidRPr="00000000" w14:paraId="00000053">
      <w:pPr>
        <w:numPr>
          <w:ilvl w:val="2"/>
          <w:numId w:val="3"/>
        </w:numPr>
        <w:ind w:left="216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Pareja</w:t>
      </w:r>
      <w:r w:rsidDel="00000000" w:rsidR="00000000" w:rsidRPr="00000000">
        <w:rPr>
          <w:rtl w:val="0"/>
        </w:rPr>
        <w:t xml:space="preserve">: Uno de los dos se declara y comienzan una relación formal.</w:t>
      </w:r>
    </w:p>
    <w:p w:rsidR="00000000" w:rsidDel="00000000" w:rsidP="00000000" w:rsidRDefault="00000000" w:rsidRPr="00000000" w14:paraId="00000054">
      <w:pPr>
        <w:rPr>
          <w:color w:val="0b5394"/>
        </w:rPr>
      </w:pPr>
      <w:r w:rsidDel="00000000" w:rsidR="00000000" w:rsidRPr="00000000">
        <w:rPr>
          <w:color w:val="0b5394"/>
          <w:rtl w:val="0"/>
        </w:rPr>
        <w:tab/>
        <w:tab/>
      </w:r>
    </w:p>
    <w:p w:rsidR="00000000" w:rsidDel="00000000" w:rsidP="00000000" w:rsidRDefault="00000000" w:rsidRPr="00000000" w14:paraId="00000055">
      <w:pPr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2"/>
        <w:numPr>
          <w:ilvl w:val="0"/>
          <w:numId w:val="3"/>
        </w:numPr>
        <w:spacing w:after="60" w:line="276" w:lineRule="auto"/>
        <w:ind w:left="720" w:hanging="360"/>
        <w:jc w:val="both"/>
        <w:rPr>
          <w:b w:val="1"/>
          <w:sz w:val="32"/>
          <w:szCs w:val="32"/>
        </w:rPr>
      </w:pPr>
      <w:bookmarkStart w:colFirst="0" w:colLast="0" w:name="_3ibp8cf64z62" w:id="16"/>
      <w:bookmarkEnd w:id="16"/>
      <w:r w:rsidDel="00000000" w:rsidR="00000000" w:rsidRPr="00000000">
        <w:rPr>
          <w:b w:val="1"/>
          <w:rtl w:val="0"/>
        </w:rPr>
        <w:t xml:space="preserve">Controles:</w:t>
      </w:r>
    </w:p>
    <w:p w:rsidR="00000000" w:rsidDel="00000000" w:rsidP="00000000" w:rsidRDefault="00000000" w:rsidRPr="00000000" w14:paraId="00000057">
      <w:pPr>
        <w:ind w:left="720" w:firstLine="0"/>
        <w:rPr/>
      </w:pPr>
      <w:r w:rsidDel="00000000" w:rsidR="00000000" w:rsidRPr="00000000">
        <w:rPr>
          <w:rtl w:val="0"/>
        </w:rPr>
        <w:t xml:space="preserve">Únicamente a través de clics izquierdos, tanto el movimiento por lugares como el manejo de la interfaz y el avance del texto.</w:t>
      </w:r>
    </w:p>
    <w:p w:rsidR="00000000" w:rsidDel="00000000" w:rsidP="00000000" w:rsidRDefault="00000000" w:rsidRPr="00000000" w14:paraId="0000005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2"/>
        <w:numPr>
          <w:ilvl w:val="0"/>
          <w:numId w:val="3"/>
        </w:numPr>
        <w:spacing w:after="60" w:line="276" w:lineRule="auto"/>
        <w:ind w:left="720" w:hanging="360"/>
        <w:jc w:val="both"/>
        <w:rPr>
          <w:b w:val="1"/>
          <w:sz w:val="32"/>
          <w:szCs w:val="32"/>
        </w:rPr>
      </w:pPr>
      <w:bookmarkStart w:colFirst="0" w:colLast="0" w:name="_jvluok5o4d1a" w:id="17"/>
      <w:bookmarkEnd w:id="17"/>
      <w:r w:rsidDel="00000000" w:rsidR="00000000" w:rsidRPr="00000000">
        <w:rPr>
          <w:b w:val="1"/>
          <w:rtl w:val="0"/>
        </w:rPr>
        <w:t xml:space="preserve">Diseño de nivel: (árbol de localizaciones)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Los diferentes lugares donde se desarrolla el juego varían entre la propia universidad y un cuarto por cada interés romántico, específico de sus niveles máximos de afinidad.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-566.9291338582677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216488" cy="449198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6488" cy="44919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2"/>
        <w:spacing w:after="60" w:line="276" w:lineRule="auto"/>
        <w:jc w:val="both"/>
        <w:rPr>
          <w:b w:val="1"/>
        </w:rPr>
      </w:pPr>
      <w:bookmarkStart w:colFirst="0" w:colLast="0" w:name="_cyfiib5pqu1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2"/>
        <w:numPr>
          <w:ilvl w:val="0"/>
          <w:numId w:val="3"/>
        </w:numPr>
        <w:spacing w:after="60" w:afterAutospacing="0" w:line="276" w:lineRule="auto"/>
        <w:ind w:left="720" w:hanging="360"/>
        <w:jc w:val="both"/>
        <w:rPr>
          <w:b w:val="1"/>
          <w:sz w:val="32"/>
          <w:szCs w:val="32"/>
        </w:rPr>
      </w:pPr>
      <w:bookmarkStart w:colFirst="0" w:colLast="0" w:name="_hbmoe4154fom" w:id="19"/>
      <w:bookmarkEnd w:id="19"/>
      <w:r w:rsidDel="00000000" w:rsidR="00000000" w:rsidRPr="00000000">
        <w:rPr>
          <w:b w:val="1"/>
          <w:rtl w:val="0"/>
        </w:rPr>
        <w:t xml:space="preserve">Visual:</w:t>
      </w:r>
    </w:p>
    <w:p w:rsidR="00000000" w:rsidDel="00000000" w:rsidP="00000000" w:rsidRDefault="00000000" w:rsidRPr="00000000" w14:paraId="0000005F">
      <w:pPr>
        <w:pStyle w:val="Heading2"/>
        <w:numPr>
          <w:ilvl w:val="1"/>
          <w:numId w:val="3"/>
        </w:numPr>
        <w:spacing w:before="60" w:beforeAutospacing="0"/>
        <w:ind w:left="1440" w:hanging="360"/>
      </w:pPr>
      <w:bookmarkStart w:colFirst="0" w:colLast="0" w:name="_788aqjdkq9is" w:id="20"/>
      <w:bookmarkEnd w:id="20"/>
      <w:r w:rsidDel="00000000" w:rsidR="00000000" w:rsidRPr="00000000">
        <w:rPr>
          <w:rtl w:val="0"/>
        </w:rPr>
        <w:t xml:space="preserve">Arte:</w:t>
      </w:r>
    </w:p>
    <w:p w:rsidR="00000000" w:rsidDel="00000000" w:rsidP="00000000" w:rsidRDefault="00000000" w:rsidRPr="00000000" w14:paraId="00000060">
      <w:pPr>
        <w:ind w:left="1133.858267716535" w:firstLine="0"/>
        <w:rPr/>
      </w:pPr>
      <w:r w:rsidDel="00000000" w:rsidR="00000000" w:rsidRPr="00000000">
        <w:rPr>
          <w:rtl w:val="0"/>
        </w:rPr>
        <w:t xml:space="preserve">Los recursos artísticos serán en parte hechos a mano, como las imágenes de los personajes, y en parte recursos gráficos gratuitos en internet, como los sonidos o los fondos: imágenes de stock de uso público con un filtro fotográfico para que luzcan acordes al estilo artístico. Es posible que la interfaz sea cualquiera de ambas posibilidades.</w:t>
      </w:r>
    </w:p>
    <w:p w:rsidR="00000000" w:rsidDel="00000000" w:rsidP="00000000" w:rsidRDefault="00000000" w:rsidRPr="00000000" w14:paraId="0000006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2"/>
        <w:numPr>
          <w:ilvl w:val="1"/>
          <w:numId w:val="3"/>
        </w:numPr>
        <w:ind w:left="1440" w:hanging="360"/>
      </w:pPr>
      <w:bookmarkStart w:colFirst="0" w:colLast="0" w:name="_jhoomno7gons" w:id="21"/>
      <w:bookmarkEnd w:id="21"/>
      <w:r w:rsidDel="00000000" w:rsidR="00000000" w:rsidRPr="00000000">
        <w:rPr>
          <w:rtl w:val="0"/>
        </w:rPr>
        <w:t xml:space="preserve">Logotipo:</w:t>
      </w:r>
    </w:p>
    <w:p w:rsidR="00000000" w:rsidDel="00000000" w:rsidP="00000000" w:rsidRDefault="00000000" w:rsidRPr="00000000" w14:paraId="00000063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81588" cy="1679794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1588" cy="16797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2"/>
        <w:numPr>
          <w:ilvl w:val="0"/>
          <w:numId w:val="3"/>
        </w:numPr>
        <w:spacing w:after="60" w:line="276" w:lineRule="auto"/>
        <w:ind w:left="720" w:hanging="360"/>
        <w:jc w:val="both"/>
        <w:rPr>
          <w:b w:val="1"/>
          <w:sz w:val="32"/>
          <w:szCs w:val="32"/>
        </w:rPr>
      </w:pPr>
      <w:bookmarkStart w:colFirst="0" w:colLast="0" w:name="_wcxtdks7v19d" w:id="22"/>
      <w:bookmarkEnd w:id="22"/>
      <w:r w:rsidDel="00000000" w:rsidR="00000000" w:rsidRPr="00000000">
        <w:rPr>
          <w:b w:val="1"/>
          <w:rtl w:val="0"/>
        </w:rPr>
        <w:t xml:space="preserve">Interfaz: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Contiene la barra de diálogo, el nombre del hablante, la barra de afinidad, accesos al móvil (twitter, minijuego, opciones) y eventualmente las opciones en cada decisión.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-283.46456692913375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145050" cy="3593119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5050" cy="35931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2"/>
        <w:numPr>
          <w:ilvl w:val="0"/>
          <w:numId w:val="3"/>
        </w:numPr>
        <w:spacing w:after="60" w:line="276" w:lineRule="auto"/>
        <w:ind w:left="720" w:hanging="360"/>
        <w:jc w:val="both"/>
        <w:rPr>
          <w:b w:val="1"/>
          <w:sz w:val="32"/>
          <w:szCs w:val="32"/>
        </w:rPr>
      </w:pPr>
      <w:bookmarkStart w:colFirst="0" w:colLast="0" w:name="_wu179995g0a3" w:id="23"/>
      <w:bookmarkEnd w:id="23"/>
      <w:r w:rsidDel="00000000" w:rsidR="00000000" w:rsidRPr="00000000">
        <w:rPr>
          <w:b w:val="1"/>
          <w:rtl w:val="0"/>
        </w:rPr>
        <w:t xml:space="preserve">Contenido:</w:t>
      </w:r>
    </w:p>
    <w:p w:rsidR="00000000" w:rsidDel="00000000" w:rsidP="00000000" w:rsidRDefault="00000000" w:rsidRPr="00000000" w14:paraId="0000006A">
      <w:pPr>
        <w:pStyle w:val="Heading2"/>
        <w:numPr>
          <w:ilvl w:val="1"/>
          <w:numId w:val="3"/>
        </w:numPr>
        <w:spacing w:after="60" w:line="276" w:lineRule="auto"/>
        <w:ind w:left="1440" w:hanging="360"/>
        <w:jc w:val="both"/>
        <w:rPr/>
      </w:pPr>
      <w:bookmarkStart w:colFirst="0" w:colLast="0" w:name="_59mr4pej9cin" w:id="24"/>
      <w:bookmarkEnd w:id="24"/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Historia: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1133.858267716535" w:firstLine="0"/>
        <w:rPr/>
      </w:pPr>
      <w:r w:rsidDel="00000000" w:rsidR="00000000" w:rsidRPr="00000000">
        <w:rPr>
          <w:b w:val="1"/>
          <w:rtl w:val="0"/>
        </w:rPr>
        <w:t xml:space="preserve">Inicio: </w:t>
      </w:r>
      <w:r w:rsidDel="00000000" w:rsidR="00000000" w:rsidRPr="00000000">
        <w:rPr>
          <w:rtl w:val="0"/>
        </w:rPr>
        <w:t xml:space="preserve">Comienza un nuevo cuatrimestre en la Universidad</w:t>
      </w:r>
      <w:r w:rsidDel="00000000" w:rsidR="00000000" w:rsidRPr="00000000">
        <w:rPr>
          <w:color w:val="0b5394"/>
          <w:rtl w:val="0"/>
        </w:rPr>
        <w:t xml:space="preserve"> Mbti (Elegir nombre en algún momento). </w:t>
      </w:r>
      <w:r w:rsidDel="00000000" w:rsidR="00000000" w:rsidRPr="00000000">
        <w:rPr>
          <w:rtl w:val="0"/>
        </w:rPr>
        <w:t xml:space="preserve">Como mentor, te asignan que </w:t>
      </w:r>
      <w:r w:rsidDel="00000000" w:rsidR="00000000" w:rsidRPr="00000000">
        <w:rPr>
          <w:rtl w:val="0"/>
        </w:rPr>
        <w:t xml:space="preserve">tutorices</w:t>
      </w:r>
      <w:r w:rsidDel="00000000" w:rsidR="00000000" w:rsidRPr="00000000">
        <w:rPr>
          <w:rtl w:val="0"/>
        </w:rPr>
        <w:t xml:space="preserve"> a unos nuevos estudiantes de intercambio que han llegado, les introduzcas un poco el campus y como van todas las cosas por ahí.</w:t>
      </w:r>
    </w:p>
    <w:p w:rsidR="00000000" w:rsidDel="00000000" w:rsidP="00000000" w:rsidRDefault="00000000" w:rsidRPr="00000000" w14:paraId="0000006C">
      <w:pPr>
        <w:ind w:left="1133.858267716535" w:firstLine="0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1133.858267716535" w:firstLine="0"/>
        <w:rPr/>
      </w:pPr>
      <w:r w:rsidDel="00000000" w:rsidR="00000000" w:rsidRPr="00000000">
        <w:rPr>
          <w:b w:val="1"/>
          <w:rtl w:val="0"/>
        </w:rPr>
        <w:t xml:space="preserve">Desarrollo: </w:t>
      </w:r>
      <w:r w:rsidDel="00000000" w:rsidR="00000000" w:rsidRPr="00000000">
        <w:rPr>
          <w:rtl w:val="0"/>
        </w:rPr>
        <w:t xml:space="preserve">Los siguientes días deberás continuar con tu vida mientras </w:t>
      </w:r>
      <w:r w:rsidDel="00000000" w:rsidR="00000000" w:rsidRPr="00000000">
        <w:rPr>
          <w:rtl w:val="0"/>
        </w:rPr>
        <w:t xml:space="preserve">mentorizas</w:t>
      </w:r>
      <w:r w:rsidDel="00000000" w:rsidR="00000000" w:rsidRPr="00000000">
        <w:rPr>
          <w:rtl w:val="0"/>
        </w:rPr>
        <w:t xml:space="preserve"> a estos alumnos. Según vais volviéndonos más cercanos ocurrirán diferentes eventos y quedadas con ellos.</w:t>
      </w:r>
    </w:p>
    <w:p w:rsidR="00000000" w:rsidDel="00000000" w:rsidP="00000000" w:rsidRDefault="00000000" w:rsidRPr="00000000" w14:paraId="0000006E">
      <w:pPr>
        <w:ind w:left="1133.858267716535" w:firstLine="0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1133.858267716535" w:firstLine="0"/>
        <w:rPr/>
      </w:pPr>
      <w:r w:rsidDel="00000000" w:rsidR="00000000" w:rsidRPr="00000000">
        <w:rPr>
          <w:b w:val="1"/>
          <w:rtl w:val="0"/>
        </w:rPr>
        <w:t xml:space="preserve">Final</w:t>
      </w:r>
      <w:r w:rsidDel="00000000" w:rsidR="00000000" w:rsidRPr="00000000">
        <w:rPr>
          <w:rtl w:val="0"/>
        </w:rPr>
        <w:t xml:space="preserve">: El juego tendrá tres posibles finales:</w:t>
      </w:r>
    </w:p>
    <w:p w:rsidR="00000000" w:rsidDel="00000000" w:rsidP="00000000" w:rsidRDefault="00000000" w:rsidRPr="00000000" w14:paraId="00000070">
      <w:pPr>
        <w:numPr>
          <w:ilvl w:val="1"/>
          <w:numId w:val="3"/>
        </w:numPr>
        <w:ind w:left="2409.4488188976375" w:hanging="360"/>
        <w:rPr/>
      </w:pPr>
      <w:r w:rsidDel="00000000" w:rsidR="00000000" w:rsidRPr="00000000">
        <w:rPr>
          <w:rtl w:val="0"/>
        </w:rPr>
        <w:t xml:space="preserve">Acabas saliendo con uno de los cuatro intereses románticos, teniendo una linda redacción.</w:t>
      </w:r>
    </w:p>
    <w:p w:rsidR="00000000" w:rsidDel="00000000" w:rsidP="00000000" w:rsidRDefault="00000000" w:rsidRPr="00000000" w14:paraId="00000071">
      <w:pPr>
        <w:numPr>
          <w:ilvl w:val="1"/>
          <w:numId w:val="3"/>
        </w:numPr>
        <w:ind w:left="2409.4488188976375" w:hanging="360"/>
        <w:rPr/>
      </w:pPr>
      <w:r w:rsidDel="00000000" w:rsidR="00000000" w:rsidRPr="00000000">
        <w:rPr>
          <w:rtl w:val="0"/>
        </w:rPr>
        <w:t xml:space="preserve">Finalizas el cuatrimestre con una relación poliamorosa con todos los intereses.</w:t>
      </w:r>
    </w:p>
    <w:p w:rsidR="00000000" w:rsidDel="00000000" w:rsidP="00000000" w:rsidRDefault="00000000" w:rsidRPr="00000000" w14:paraId="00000072">
      <w:pPr>
        <w:numPr>
          <w:ilvl w:val="1"/>
          <w:numId w:val="3"/>
        </w:numPr>
        <w:ind w:left="2409.4488188976375" w:hanging="360"/>
        <w:rPr/>
      </w:pPr>
      <w:r w:rsidDel="00000000" w:rsidR="00000000" w:rsidRPr="00000000">
        <w:rPr>
          <w:rtl w:val="0"/>
        </w:rPr>
        <w:t xml:space="preserve">No sales con ninguno y simplemente te quedas como amigo con ellos.</w:t>
      </w:r>
    </w:p>
    <w:p w:rsidR="00000000" w:rsidDel="00000000" w:rsidP="00000000" w:rsidRDefault="00000000" w:rsidRPr="00000000" w14:paraId="00000073">
      <w:pPr>
        <w:pStyle w:val="Heading2"/>
        <w:numPr>
          <w:ilvl w:val="1"/>
          <w:numId w:val="3"/>
        </w:numPr>
        <w:spacing w:after="60" w:line="276" w:lineRule="auto"/>
        <w:ind w:left="1440" w:hanging="360"/>
        <w:jc w:val="both"/>
        <w:rPr/>
      </w:pPr>
      <w:bookmarkStart w:colFirst="0" w:colLast="0" w:name="_fopm6zyosrs8" w:id="25"/>
      <w:bookmarkEnd w:id="25"/>
      <w:r w:rsidDel="00000000" w:rsidR="00000000" w:rsidRPr="00000000">
        <w:rPr>
          <w:rtl w:val="0"/>
        </w:rPr>
        <w:t xml:space="preserve">Personajes </w:t>
      </w:r>
    </w:p>
    <w:p w:rsidR="00000000" w:rsidDel="00000000" w:rsidP="00000000" w:rsidRDefault="00000000" w:rsidRPr="00000000" w14:paraId="00000074">
      <w:pPr>
        <w:pStyle w:val="Heading3"/>
        <w:numPr>
          <w:ilvl w:val="2"/>
          <w:numId w:val="3"/>
        </w:numPr>
        <w:spacing w:after="60" w:line="276" w:lineRule="auto"/>
        <w:ind w:left="2160" w:hanging="360"/>
        <w:jc w:val="both"/>
        <w:rPr/>
      </w:pPr>
      <w:bookmarkStart w:colFirst="0" w:colLast="0" w:name="_fxul9u653pi9" w:id="26"/>
      <w:bookmarkEnd w:id="26"/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Camille Durant</w:t>
        </w:r>
      </w:hyperlink>
      <w:r w:rsidDel="00000000" w:rsidR="00000000" w:rsidRPr="00000000">
        <w:rPr>
          <w:rtl w:val="0"/>
        </w:rPr>
        <w:t xml:space="preserve"> (ENTP):</w:t>
      </w:r>
    </w:p>
    <w:p w:rsidR="00000000" w:rsidDel="00000000" w:rsidP="00000000" w:rsidRDefault="00000000" w:rsidRPr="00000000" w14:paraId="00000075">
      <w:pPr>
        <w:ind w:left="2160" w:firstLine="0"/>
        <w:rPr/>
      </w:pPr>
      <w:r w:rsidDel="00000000" w:rsidR="00000000" w:rsidRPr="00000000">
        <w:rPr>
          <w:rtl w:val="0"/>
        </w:rPr>
        <w:t xml:space="preserve">Joven francesa, reciente presidente del consejo estudiantil además de miembro del club de debate. Innovadora y carismática, le encanta argumentar y resolver problemas difíciles. Su mayor defecto es su impaciencia y elitismo.</w:t>
      </w:r>
    </w:p>
    <w:p w:rsidR="00000000" w:rsidDel="00000000" w:rsidP="00000000" w:rsidRDefault="00000000" w:rsidRPr="00000000" w14:paraId="00000076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3"/>
        <w:numPr>
          <w:ilvl w:val="2"/>
          <w:numId w:val="3"/>
        </w:numPr>
        <w:ind w:left="2160" w:hanging="360"/>
      </w:pPr>
      <w:bookmarkStart w:colFirst="0" w:colLast="0" w:name="_8jb6hwsv3euf" w:id="27"/>
      <w:bookmarkEnd w:id="27"/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Delilah Medina</w:t>
        </w:r>
      </w:hyperlink>
      <w:r w:rsidDel="00000000" w:rsidR="00000000" w:rsidRPr="00000000">
        <w:rPr>
          <w:rtl w:val="0"/>
        </w:rPr>
        <w:t xml:space="preserve"> (INFJ):</w:t>
      </w:r>
    </w:p>
    <w:p w:rsidR="00000000" w:rsidDel="00000000" w:rsidP="00000000" w:rsidRDefault="00000000" w:rsidRPr="00000000" w14:paraId="00000078">
      <w:pPr>
        <w:ind w:left="2125.9842519685035" w:firstLine="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  <w:t xml:space="preserve">Joven filipina, va más por su cuenta y es bastante tímida pero nunca dudará en ayudar a alguien que lo necesita. Le cuesta ser dura cuando es ella la que sufre pero no permite que dañen a la gente que quiere. Su mayor defecto es que no sabe decir que no para contentar a otros.</w:t>
      </w:r>
    </w:p>
    <w:p w:rsidR="00000000" w:rsidDel="00000000" w:rsidP="00000000" w:rsidRDefault="00000000" w:rsidRPr="00000000" w14:paraId="00000079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3"/>
        <w:numPr>
          <w:ilvl w:val="2"/>
          <w:numId w:val="3"/>
        </w:numPr>
        <w:ind w:left="2160" w:hanging="360"/>
      </w:pPr>
      <w:bookmarkStart w:colFirst="0" w:colLast="0" w:name="_xwcppp6ed2v" w:id="28"/>
      <w:bookmarkEnd w:id="28"/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Matthew Roberts</w:t>
        </w:r>
      </w:hyperlink>
      <w:r w:rsidDel="00000000" w:rsidR="00000000" w:rsidRPr="00000000">
        <w:rPr>
          <w:rtl w:val="0"/>
        </w:rPr>
        <w:t xml:space="preserve"> (ESFP):</w:t>
      </w:r>
    </w:p>
    <w:p w:rsidR="00000000" w:rsidDel="00000000" w:rsidP="00000000" w:rsidRDefault="00000000" w:rsidRPr="00000000" w14:paraId="0000007B">
      <w:pPr>
        <w:ind w:left="2160" w:firstLine="0"/>
        <w:rPr/>
      </w:pPr>
      <w:r w:rsidDel="00000000" w:rsidR="00000000" w:rsidRPr="00000000">
        <w:rPr>
          <w:rtl w:val="0"/>
        </w:rPr>
        <w:t xml:space="preserve">Joven estadounidense con el gran sueño de convertirse en un popular streamer de videojuegos. A pesar de sus pocas ganas de estudiar y su necesidad de llamar la atención con su humor, es una persona amistosa que siempre está dispuesta a pasárselo bien.</w:t>
      </w:r>
    </w:p>
    <w:p w:rsidR="00000000" w:rsidDel="00000000" w:rsidP="00000000" w:rsidRDefault="00000000" w:rsidRPr="00000000" w14:paraId="0000007C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3"/>
        <w:numPr>
          <w:ilvl w:val="2"/>
          <w:numId w:val="3"/>
        </w:numPr>
        <w:ind w:left="2160" w:hanging="360"/>
      </w:pPr>
      <w:bookmarkStart w:colFirst="0" w:colLast="0" w:name="_llnbgxjlurk9" w:id="29"/>
      <w:bookmarkEnd w:id="29"/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Richard Dickinson</w:t>
        </w:r>
      </w:hyperlink>
      <w:r w:rsidDel="00000000" w:rsidR="00000000" w:rsidRPr="00000000">
        <w:rPr>
          <w:rtl w:val="0"/>
        </w:rPr>
        <w:t xml:space="preserve"> (ISTJ):</w:t>
      </w:r>
    </w:p>
    <w:p w:rsidR="00000000" w:rsidDel="00000000" w:rsidP="00000000" w:rsidRDefault="00000000" w:rsidRPr="00000000" w14:paraId="0000007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-850.3937007874016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862763" cy="4970373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62763" cy="49703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2"/>
        <w:numPr>
          <w:ilvl w:val="0"/>
          <w:numId w:val="3"/>
        </w:numPr>
        <w:spacing w:after="60" w:line="276" w:lineRule="auto"/>
        <w:ind w:left="720" w:hanging="360"/>
        <w:jc w:val="both"/>
        <w:rPr>
          <w:b w:val="1"/>
          <w:sz w:val="32"/>
          <w:szCs w:val="32"/>
        </w:rPr>
      </w:pPr>
      <w:bookmarkStart w:colFirst="0" w:colLast="0" w:name="_hvw7wqocymkj" w:id="30"/>
      <w:bookmarkEnd w:id="30"/>
      <w:r w:rsidDel="00000000" w:rsidR="00000000" w:rsidRPr="00000000">
        <w:rPr>
          <w:b w:val="1"/>
          <w:rtl w:val="0"/>
        </w:rPr>
        <w:t xml:space="preserve">Referencias:</w:t>
      </w:r>
    </w:p>
    <w:p w:rsidR="00000000" w:rsidDel="00000000" w:rsidP="00000000" w:rsidRDefault="00000000" w:rsidRPr="00000000" w14:paraId="00000081">
      <w:pPr>
        <w:numPr>
          <w:ilvl w:val="1"/>
          <w:numId w:val="3"/>
        </w:numPr>
        <w:ind w:left="1440" w:hanging="360"/>
        <w:rPr>
          <w:u w:val="none"/>
        </w:rPr>
      </w:pP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Corazón de melón</w:t>
        </w:r>
      </w:hyperlink>
      <w:r w:rsidDel="00000000" w:rsidR="00000000" w:rsidRPr="00000000">
        <w:rPr>
          <w:rtl w:val="0"/>
        </w:rPr>
        <w:t xml:space="preserve"> (Beemoov, 2011)</w:t>
      </w:r>
    </w:p>
    <w:p w:rsidR="00000000" w:rsidDel="00000000" w:rsidP="00000000" w:rsidRDefault="00000000" w:rsidRPr="00000000" w14:paraId="00000082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Persona 5 (ATLUS, 2016)</w:t>
      </w:r>
    </w:p>
    <w:p w:rsidR="00000000" w:rsidDel="00000000" w:rsidP="00000000" w:rsidRDefault="00000000" w:rsidRPr="00000000" w14:paraId="00000083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Danganronpa (Spike Chunsoft, 2010)</w:t>
      </w:r>
    </w:p>
    <w:p w:rsidR="00000000" w:rsidDel="00000000" w:rsidP="00000000" w:rsidRDefault="00000000" w:rsidRPr="00000000" w14:paraId="00000084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Mystic Messenger (Cheritz, 2016)</w:t>
      </w:r>
    </w:p>
    <w:p w:rsidR="00000000" w:rsidDel="00000000" w:rsidP="00000000" w:rsidRDefault="00000000" w:rsidRPr="00000000" w14:paraId="00000085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Doki Doki Literature Club (Dan Salvato, 2017)</w:t>
      </w:r>
    </w:p>
    <w:p w:rsidR="00000000" w:rsidDel="00000000" w:rsidP="00000000" w:rsidRDefault="00000000" w:rsidRPr="00000000" w14:paraId="00000086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Monster Prom (Beautiful Glitch, 2018)</w:t>
      </w:r>
    </w:p>
    <w:p w:rsidR="00000000" w:rsidDel="00000000" w:rsidP="00000000" w:rsidRDefault="00000000" w:rsidRPr="00000000" w14:paraId="00000087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My Horse Prince (USAYA, 2016) </w:t>
      </w:r>
      <w:r w:rsidDel="00000000" w:rsidR="00000000" w:rsidRPr="00000000">
        <w:rPr>
          <w:color w:val="990000"/>
          <w:rtl w:val="0"/>
        </w:rPr>
        <w:t xml:space="preserve">(tengo miedo de preguntar acerca de esto)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35470" cy="823913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5470" cy="823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5.png"/><Relationship Id="rId13" Type="http://schemas.openxmlformats.org/officeDocument/2006/relationships/hyperlink" Target="https://docs.google.com/document/u/0/d/1v4gigCsDng7JQmfwRubfaLWtL3erMDjxguRyTlj8iIw/edit" TargetMode="External"/><Relationship Id="rId12" Type="http://schemas.openxmlformats.org/officeDocument/2006/relationships/hyperlink" Target="https://docs.google.com/document/u/1/d/1SEaM023uNAK0QiblTIUEgQgv2u2XA7PokMP3-icuqXE/edit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hyperlink" Target="https://docs.google.com/document/u/0/d/1p0xoau-nbyLUvzDVfUtpeke1cKZtxNLzAB4rIMw4C8w/edit" TargetMode="External"/><Relationship Id="rId14" Type="http://schemas.openxmlformats.org/officeDocument/2006/relationships/hyperlink" Target="https://docs.google.com/document/u/0/d/1V3rdjy61Q6TpM6r797blQUZxC5nKlTyx-DPhaKCxgM4/edit" TargetMode="External"/><Relationship Id="rId17" Type="http://schemas.openxmlformats.org/officeDocument/2006/relationships/image" Target="media/image7.png"/><Relationship Id="rId16" Type="http://schemas.openxmlformats.org/officeDocument/2006/relationships/hyperlink" Target="https://docs.google.com/document/u/0/d/1R35LPw43lF559LUG4YRQf2GohQfiwhMnbFnePbbvIvo/edit" TargetMode="External"/><Relationship Id="rId5" Type="http://schemas.openxmlformats.org/officeDocument/2006/relationships/styles" Target="styles.xml"/><Relationship Id="rId19" Type="http://schemas.openxmlformats.org/officeDocument/2006/relationships/image" Target="media/image1.png"/><Relationship Id="rId6" Type="http://schemas.openxmlformats.org/officeDocument/2006/relationships/image" Target="media/image3.png"/><Relationship Id="rId18" Type="http://schemas.openxmlformats.org/officeDocument/2006/relationships/hyperlink" Target="https://www.corazondemelon.es/" TargetMode="External"/><Relationship Id="rId7" Type="http://schemas.openxmlformats.org/officeDocument/2006/relationships/hyperlink" Target="https://cyntrist.github.io/PVLI-MBTIGenerator/" TargetMode="Externa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